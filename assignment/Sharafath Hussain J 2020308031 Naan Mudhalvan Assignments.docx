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center"/>
        <w:rPr>
          <w:sz w:val="38"/>
          <w:szCs w:val="3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6"/>
          <w:szCs w:val="36"/>
          <w:rtl w:val="0"/>
        </w:rPr>
        <w:t xml:space="preserve">ALAGAPPA COLLEGE OF TECHNOLOGY</w:t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-374448</wp:posOffset>
            </wp:positionH>
            <wp:positionV relativeFrom="paragraph">
              <wp:posOffset>334</wp:posOffset>
            </wp:positionV>
            <wp:extent cx="937895" cy="922655"/>
            <wp:effectExtent b="0" l="0" r="0" t="0"/>
            <wp:wrapSquare wrapText="bothSides" distB="0" distT="0" distL="0" distR="0"/>
            <wp:docPr id="9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37895" cy="92265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5406390</wp:posOffset>
            </wp:positionH>
            <wp:positionV relativeFrom="paragraph">
              <wp:posOffset>0</wp:posOffset>
            </wp:positionV>
            <wp:extent cx="962660" cy="903605"/>
            <wp:effectExtent b="0" l="0" r="0" t="0"/>
            <wp:wrapSquare wrapText="bothSides" distB="0" distT="0" distL="0" distR="0"/>
            <wp:docPr id="4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62660" cy="90360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54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  <w:rtl w:val="0"/>
        </w:rPr>
        <w:t xml:space="preserve">ANNA UNIVERSITY-600025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56"/>
          <w:szCs w:val="56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56"/>
          <w:szCs w:val="56"/>
          <w:u w:val="none"/>
          <w:shd w:fill="auto" w:val="clear"/>
          <w:vertAlign w:val="baseline"/>
          <w:rtl w:val="0"/>
        </w:rPr>
        <w:t xml:space="preserve">  NAAN MUDHALVAN ASSIGNMENT</w:t>
      </w:r>
    </w:p>
    <w:p w:rsidR="00000000" w:rsidDel="00000000" w:rsidP="00000000" w:rsidRDefault="00000000" w:rsidRPr="00000000" w14:paraId="0000001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56"/>
          <w:szCs w:val="56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56"/>
          <w:szCs w:val="56"/>
          <w:u w:val="none"/>
          <w:shd w:fill="auto" w:val="clear"/>
          <w:vertAlign w:val="baseline"/>
          <w:rtl w:val="0"/>
        </w:rPr>
        <w:t xml:space="preserve"> DIGITAL MARKETING</w:t>
      </w:r>
    </w:p>
    <w:p w:rsidR="00000000" w:rsidDel="00000000" w:rsidP="00000000" w:rsidRDefault="00000000" w:rsidRPr="00000000" w14:paraId="0000001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48"/>
          <w:szCs w:val="4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80" w:line="240" w:lineRule="auto"/>
        <w:ind w:left="72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8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80" w:line="240" w:lineRule="auto"/>
        <w:ind w:left="72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80" w:line="240" w:lineRule="auto"/>
        <w:ind w:left="72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80" w:line="240" w:lineRule="auto"/>
        <w:ind w:left="72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80" w:line="240" w:lineRule="auto"/>
        <w:ind w:left="72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  <w:rtl w:val="0"/>
        </w:rPr>
        <w:t xml:space="preserve">Name: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z w:val="36"/>
          <w:szCs w:val="36"/>
          <w:rtl w:val="0"/>
        </w:rPr>
        <w:t xml:space="preserve">Sharafath Hussain J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  <w:rtl w:val="0"/>
        </w:rPr>
        <w:t xml:space="preserve">Roll No: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  <w:rtl w:val="0"/>
        </w:rPr>
        <w:t xml:space="preserve"> 20203080</w:t>
      </w:r>
      <w:r w:rsidDel="00000000" w:rsidR="00000000" w:rsidRPr="00000000">
        <w:rPr>
          <w:rFonts w:ascii="Times New Roman" w:cs="Times New Roman" w:eastAsia="Times New Roman" w:hAnsi="Times New Roman"/>
          <w:sz w:val="36"/>
          <w:szCs w:val="36"/>
          <w:rtl w:val="0"/>
        </w:rPr>
        <w:t xml:space="preserve">31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  <w:rtl w:val="0"/>
        </w:rPr>
        <w:t xml:space="preserve">Department: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  <w:rtl w:val="0"/>
        </w:rPr>
        <w:t xml:space="preserve"> B. Tech Pharmaceutical Technology</w:t>
      </w:r>
    </w:p>
    <w:p w:rsidR="00000000" w:rsidDel="00000000" w:rsidP="00000000" w:rsidRDefault="00000000" w:rsidRPr="00000000" w14:paraId="0000001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  <w:rtl w:val="0"/>
        </w:rPr>
        <w:t xml:space="preserve">College: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  <w:rtl w:val="0"/>
        </w:rPr>
        <w:t xml:space="preserve"> Alagappa College of Technology, Anna University.</w:t>
      </w:r>
    </w:p>
    <w:p w:rsidR="00000000" w:rsidDel="00000000" w:rsidP="00000000" w:rsidRDefault="00000000" w:rsidRPr="00000000" w14:paraId="0000001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  <w:rtl w:val="0"/>
        </w:rPr>
        <w:t xml:space="preserve">Naan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6"/>
          <w:szCs w:val="36"/>
          <w:rtl w:val="0"/>
        </w:rPr>
        <w:t xml:space="preserve">Mudhalvan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  <w:rtl w:val="0"/>
        </w:rPr>
        <w:t xml:space="preserve"> ID: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7C38C60349803F1BC0E4D5A6D93F5CC1</w:t>
      </w:r>
    </w:p>
    <w:p w:rsidR="00000000" w:rsidDel="00000000" w:rsidP="00000000" w:rsidRDefault="00000000" w:rsidRPr="00000000" w14:paraId="0000001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Artifakt Element Book" w:cs="Artifakt Element Book" w:eastAsia="Artifakt Element Book" w:hAnsi="Artifakt Element Book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  <w:rtl w:val="0"/>
        </w:rPr>
        <w:t xml:space="preserve">Zone: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  <w:rtl w:val="0"/>
        </w:rPr>
        <w:t xml:space="preserve"> Zone-1</w:t>
      </w:r>
    </w:p>
    <w:p w:rsidR="00000000" w:rsidDel="00000000" w:rsidP="00000000" w:rsidRDefault="00000000" w:rsidRPr="00000000" w14:paraId="0000002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40"/>
          <w:szCs w:val="4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40"/>
          <w:szCs w:val="40"/>
          <w:u w:val="none"/>
          <w:shd w:fill="auto" w:val="clear"/>
          <w:vertAlign w:val="baseline"/>
          <w:rtl w:val="0"/>
        </w:rPr>
        <w:t xml:space="preserve">Assignment-1:</w:t>
      </w:r>
    </w:p>
    <w:p w:rsidR="00000000" w:rsidDel="00000000" w:rsidP="00000000" w:rsidRDefault="00000000" w:rsidRPr="00000000" w14:paraId="0000002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40"/>
          <w:szCs w:val="4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  <w:rtl w:val="0"/>
        </w:rPr>
        <w:t xml:space="preserve">Create a company name and design a poster and logo for that company.</w:t>
      </w:r>
    </w:p>
    <w:p w:rsidR="00000000" w:rsidDel="00000000" w:rsidP="00000000" w:rsidRDefault="00000000" w:rsidRPr="00000000" w14:paraId="0000002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  <w:rtl w:val="0"/>
        </w:rPr>
        <w:t xml:space="preserve">Company Name</w:t>
      </w:r>
      <w:r w:rsidDel="00000000" w:rsidR="00000000" w:rsidRPr="00000000">
        <w:rPr>
          <w:rFonts w:ascii="Times New Roman" w:cs="Times New Roman" w:eastAsia="Times New Roman" w:hAnsi="Times New Roman"/>
          <w:sz w:val="36"/>
          <w:szCs w:val="36"/>
          <w:rtl w:val="0"/>
        </w:rPr>
        <w:t xml:space="preserve">: Jass Roasters Inc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  <w:rtl w:val="0"/>
        </w:rPr>
        <w:t xml:space="preserve">Company Description: </w:t>
      </w:r>
      <w:r w:rsidDel="00000000" w:rsidR="00000000" w:rsidRPr="00000000">
        <w:rPr>
          <w:rFonts w:ascii="Times New Roman" w:cs="Times New Roman" w:eastAsia="Times New Roman" w:hAnsi="Times New Roman"/>
          <w:sz w:val="36"/>
          <w:szCs w:val="36"/>
          <w:rtl w:val="0"/>
        </w:rPr>
        <w:t xml:space="preserve">Coffee Its meant to be</w:t>
      </w:r>
    </w:p>
    <w:p w:rsidR="00000000" w:rsidDel="00000000" w:rsidP="00000000" w:rsidRDefault="00000000" w:rsidRPr="00000000" w14:paraId="0000002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  <w:rtl w:val="0"/>
        </w:rPr>
        <w:t xml:space="preserve">Company Type: </w:t>
      </w:r>
      <w:r w:rsidDel="00000000" w:rsidR="00000000" w:rsidRPr="00000000">
        <w:rPr>
          <w:rFonts w:ascii="Times New Roman" w:cs="Times New Roman" w:eastAsia="Times New Roman" w:hAnsi="Times New Roman"/>
          <w:sz w:val="36"/>
          <w:szCs w:val="36"/>
          <w:rtl w:val="0"/>
        </w:rPr>
        <w:t xml:space="preserve">Coffee Roasters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  <w:rtl w:val="0"/>
        </w:rPr>
        <w:t xml:space="preserve">Logo:</w:t>
      </w:r>
    </w:p>
    <w:p w:rsidR="00000000" w:rsidDel="00000000" w:rsidP="00000000" w:rsidRDefault="00000000" w:rsidRPr="00000000" w14:paraId="0000002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sz w:val="36"/>
          <w:szCs w:val="36"/>
        </w:rPr>
        <w:drawing>
          <wp:inline distB="114300" distT="114300" distL="114300" distR="114300">
            <wp:extent cx="4762500" cy="4762500"/>
            <wp:effectExtent b="0" l="0" r="0" t="0"/>
            <wp:docPr id="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476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  <w:rtl w:val="0"/>
        </w:rPr>
        <w:t xml:space="preserve">Poster:</w:t>
      </w:r>
    </w:p>
    <w:p w:rsidR="00000000" w:rsidDel="00000000" w:rsidP="00000000" w:rsidRDefault="00000000" w:rsidRPr="00000000" w14:paraId="0000003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/>
        <w:drawing>
          <wp:inline distB="114300" distT="114300" distL="114300" distR="114300">
            <wp:extent cx="5478429" cy="7744778"/>
            <wp:effectExtent b="0" l="0" r="0" t="0"/>
            <wp:docPr id="2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78429" cy="774477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40"/>
          <w:szCs w:val="4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40"/>
          <w:szCs w:val="40"/>
          <w:u w:val="none"/>
          <w:shd w:fill="auto" w:val="clear"/>
          <w:vertAlign w:val="baseline"/>
          <w:rtl w:val="0"/>
        </w:rPr>
        <w:t xml:space="preserve">Assignment-2:</w:t>
      </w:r>
    </w:p>
    <w:p w:rsidR="00000000" w:rsidDel="00000000" w:rsidP="00000000" w:rsidRDefault="00000000" w:rsidRPr="00000000" w14:paraId="0000003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40"/>
          <w:szCs w:val="4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  <w:rtl w:val="0"/>
        </w:rPr>
        <w:t xml:space="preserve">Create a blog </w:t>
      </w:r>
      <w:r w:rsidDel="00000000" w:rsidR="00000000" w:rsidRPr="00000000">
        <w:rPr>
          <w:rFonts w:ascii="Times New Roman" w:cs="Times New Roman" w:eastAsia="Times New Roman" w:hAnsi="Times New Roman"/>
          <w:sz w:val="36"/>
          <w:szCs w:val="36"/>
          <w:rtl w:val="0"/>
        </w:rPr>
        <w:t xml:space="preserve">describing your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  <w:rtl w:val="0"/>
        </w:rPr>
        <w:t xml:space="preserve"> company.</w:t>
      </w:r>
    </w:p>
    <w:p w:rsidR="00000000" w:rsidDel="00000000" w:rsidP="00000000" w:rsidRDefault="00000000" w:rsidRPr="00000000" w14:paraId="0000003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  <w:rtl w:val="0"/>
        </w:rPr>
        <w:t xml:space="preserve">Blog Link: </w:t>
      </w:r>
    </w:p>
    <w:p w:rsidR="00000000" w:rsidDel="00000000" w:rsidP="00000000" w:rsidRDefault="00000000" w:rsidRPr="00000000" w14:paraId="0000004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hyperlink r:id="rId10">
        <w:r w:rsidDel="00000000" w:rsidR="00000000" w:rsidRPr="00000000">
          <w:rPr>
            <w:rFonts w:ascii="Roboto" w:cs="Roboto" w:eastAsia="Roboto" w:hAnsi="Roboto"/>
            <w:b w:val="1"/>
            <w:color w:val="1155cc"/>
            <w:sz w:val="30"/>
            <w:szCs w:val="30"/>
            <w:highlight w:val="white"/>
            <w:u w:val="single"/>
            <w:rtl w:val="0"/>
          </w:rPr>
          <w:t xml:space="preserve">https://jassroasters.blogspot.com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6119820" cy="3530600"/>
            <wp:effectExtent b="0" l="0" r="0" t="0"/>
            <wp:docPr id="8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9820" cy="353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40"/>
          <w:szCs w:val="4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40"/>
          <w:szCs w:val="40"/>
          <w:u w:val="none"/>
          <w:shd w:fill="auto" w:val="clear"/>
          <w:vertAlign w:val="baseline"/>
          <w:rtl w:val="0"/>
        </w:rPr>
        <w:t xml:space="preserve">Assignment-3:</w:t>
      </w:r>
    </w:p>
    <w:p w:rsidR="00000000" w:rsidDel="00000000" w:rsidP="00000000" w:rsidRDefault="00000000" w:rsidRPr="00000000" w14:paraId="0000005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  <w:rtl w:val="0"/>
        </w:rPr>
        <w:t xml:space="preserve">Create a Facebook account for your company</w:t>
      </w:r>
    </w:p>
    <w:p w:rsidR="00000000" w:rsidDel="00000000" w:rsidP="00000000" w:rsidRDefault="00000000" w:rsidRPr="00000000" w14:paraId="0000005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  <w:rtl w:val="0"/>
        </w:rPr>
        <w:t xml:space="preserve">Facebook ID: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40"/>
          <w:szCs w:val="40"/>
          <w:u w:val="none"/>
          <w:shd w:fill="auto" w:val="clear"/>
          <w:vertAlign w:val="baseline"/>
        </w:rPr>
      </w:pPr>
      <w:hyperlink r:id="rId12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40"/>
            <w:szCs w:val="40"/>
            <w:u w:val="single"/>
            <w:rtl w:val="0"/>
          </w:rPr>
          <w:t xml:space="preserve">https://www.facebook.com/JassRoastersInc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6119820" cy="3670300"/>
            <wp:effectExtent b="0" l="0" r="0" t="0"/>
            <wp:docPr id="1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9820" cy="367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ins w:author="Sharafath Hussain J" w:id="0" w:date="2023-10-29T16:49:04Z">
        <w:r w:rsidDel="00000000" w:rsidR="00000000" w:rsidRPr="00000000">
          <w:rPr/>
          <w:drawing>
            <wp:inline distB="114300" distT="114300" distL="114300" distR="114300">
              <wp:extent cx="6119820" cy="2908300"/>
              <wp:effectExtent b="0" l="0" r="0" t="0"/>
              <wp:docPr id="7" name="image7.png"/>
              <a:graphic>
                <a:graphicData uri="http://schemas.openxmlformats.org/drawingml/2006/picture">
                  <pic:pic>
                    <pic:nvPicPr>
                      <pic:cNvPr id="0" name="image7.png"/>
                      <pic:cNvPicPr preferRelativeResize="0"/>
                    </pic:nvPicPr>
                    <pic:blipFill>
                      <a:blip r:embed="rId14"/>
                      <a:srcRect b="0" l="0" r="0" t="0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119820" cy="2908300"/>
                      </a:xfrm>
                      <a:prstGeom prst="rect"/>
                      <a:ln/>
                    </pic:spPr>
                  </pic:pic>
                </a:graphicData>
              </a:graphic>
            </wp:inline>
          </w:drawing>
        </w:r>
      </w:ins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42"/>
          <w:szCs w:val="4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42"/>
          <w:szCs w:val="42"/>
          <w:u w:val="none"/>
          <w:shd w:fill="auto" w:val="clear"/>
          <w:vertAlign w:val="baseline"/>
          <w:rtl w:val="0"/>
        </w:rPr>
        <w:t xml:space="preserve">Assignment-4:</w:t>
      </w:r>
    </w:p>
    <w:p w:rsidR="00000000" w:rsidDel="00000000" w:rsidP="00000000" w:rsidRDefault="00000000" w:rsidRPr="00000000" w14:paraId="0000006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42"/>
          <w:szCs w:val="4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  <w:rtl w:val="0"/>
        </w:rPr>
        <w:t xml:space="preserve">Create an Email Newsletter for your company and post it in your company blog site. Do google analytics for you blog and send google analytics id.</w:t>
      </w:r>
    </w:p>
    <w:p w:rsidR="00000000" w:rsidDel="00000000" w:rsidP="00000000" w:rsidRDefault="00000000" w:rsidRPr="00000000" w14:paraId="0000006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  <w:rtl w:val="0"/>
        </w:rPr>
        <w:t xml:space="preserve">Google Analytics ID: </w:t>
      </w:r>
      <w:r w:rsidDel="00000000" w:rsidR="00000000" w:rsidRPr="00000000">
        <w:rPr>
          <w:rFonts w:ascii="Times New Roman" w:cs="Times New Roman" w:eastAsia="Times New Roman" w:hAnsi="Times New Roman"/>
          <w:color w:val="002060"/>
          <w:sz w:val="36"/>
          <w:szCs w:val="36"/>
          <w:rtl w:val="0"/>
        </w:rPr>
        <w:t xml:space="preserve">G-TN805CE340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  <w:rtl w:val="0"/>
        </w:rPr>
        <w:t xml:space="preserve">Email Newsletter link:</w:t>
      </w:r>
    </w:p>
    <w:p w:rsidR="00000000" w:rsidDel="00000000" w:rsidP="00000000" w:rsidRDefault="00000000" w:rsidRPr="00000000" w14:paraId="0000006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40"/>
          <w:szCs w:val="40"/>
          <w:u w:val="none"/>
          <w:shd w:fill="auto" w:val="clear"/>
          <w:vertAlign w:val="baseline"/>
        </w:rPr>
      </w:pPr>
      <w:hyperlink r:id="rId15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40"/>
            <w:szCs w:val="40"/>
            <w:u w:val="single"/>
            <w:rtl w:val="0"/>
          </w:rPr>
          <w:t xml:space="preserve">https://jassroasters.blogspot.com/2023/10/savor-worlds-finest-coffee-with-jass.html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40"/>
          <w:szCs w:val="4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40"/>
          <w:szCs w:val="4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  <w:rtl w:val="0"/>
        </w:rPr>
        <w:t xml:space="preserve">Email Newsletter: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sz w:val="36"/>
          <w:szCs w:val="36"/>
        </w:rPr>
        <w:drawing>
          <wp:inline distB="114300" distT="114300" distL="114300" distR="114300">
            <wp:extent cx="6119820" cy="3810000"/>
            <wp:effectExtent b="0" l="0" r="0" t="0"/>
            <wp:docPr id="6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9820" cy="381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36"/>
          <w:szCs w:val="36"/>
        </w:rPr>
        <w:drawing>
          <wp:inline distB="114300" distT="114300" distL="114300" distR="114300">
            <wp:extent cx="6119820" cy="4610100"/>
            <wp:effectExtent b="0" l="0" r="0" t="0"/>
            <wp:docPr id="5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9820" cy="461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sectPr>
      <w:pgSz w:h="16838" w:w="11906" w:orient="portrait"/>
      <w:pgMar w:bottom="1134" w:top="1134" w:left="1134" w:right="1134" w:header="0" w:footer="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Georgia"/>
  <w:font w:name="Times New Roman"/>
  <w:font w:name="Robot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Liberation Serif"/>
  <w:font w:name="Artifakt Element Book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Liberation Serif" w:cs="Liberation Serif" w:eastAsia="Liberation Serif" w:hAnsi="Liberation Serif"/>
        <w:sz w:val="24"/>
        <w:szCs w:val="24"/>
        <w:lang w:val="en-IN"/>
      </w:rPr>
    </w:rPrDefault>
    <w:pPrDefault>
      <w:pPr/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120" w:before="480" w:line="240" w:lineRule="auto"/>
      <w:ind w:left="0" w:right="0" w:firstLine="0"/>
      <w:jc w:val="left"/>
    </w:pPr>
    <w:rPr>
      <w:rFonts w:ascii="Liberation Serif" w:cs="Liberation Serif" w:eastAsia="Liberation Serif" w:hAnsi="Liberation Serif"/>
      <w:b w:val="1"/>
      <w:i w:val="0"/>
      <w:smallCaps w:val="0"/>
      <w:strike w:val="0"/>
      <w:color w:val="000000"/>
      <w:sz w:val="48"/>
      <w:szCs w:val="48"/>
      <w:u w:val="none"/>
      <w:shd w:fill="auto" w:val="clear"/>
      <w:vertAlign w:val="baseline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80" w:before="360" w:line="240" w:lineRule="auto"/>
      <w:ind w:left="0" w:right="0" w:firstLine="0"/>
      <w:jc w:val="left"/>
    </w:pPr>
    <w:rPr>
      <w:rFonts w:ascii="Liberation Serif" w:cs="Liberation Serif" w:eastAsia="Liberation Serif" w:hAnsi="Liberation Serif"/>
      <w:b w:val="1"/>
      <w:i w:val="0"/>
      <w:smallCaps w:val="0"/>
      <w:strike w:val="0"/>
      <w:color w:val="000000"/>
      <w:sz w:val="36"/>
      <w:szCs w:val="36"/>
      <w:u w:val="none"/>
      <w:shd w:fill="auto" w:val="clear"/>
      <w:vertAlign w:val="baseline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80" w:before="280" w:line="240" w:lineRule="auto"/>
      <w:ind w:left="0" w:right="0" w:firstLine="0"/>
      <w:jc w:val="left"/>
    </w:pPr>
    <w:rPr>
      <w:rFonts w:ascii="Liberation Serif" w:cs="Liberation Serif" w:eastAsia="Liberation Serif" w:hAnsi="Liberation Serif"/>
      <w:b w:val="1"/>
      <w:i w:val="0"/>
      <w:smallCaps w:val="0"/>
      <w:strike w:val="0"/>
      <w:color w:val="000000"/>
      <w:sz w:val="28"/>
      <w:szCs w:val="28"/>
      <w:u w:val="none"/>
      <w:shd w:fill="auto" w:val="clear"/>
      <w:vertAlign w:val="baseline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40" w:before="240" w:line="240" w:lineRule="auto"/>
      <w:ind w:left="0" w:right="0" w:firstLine="0"/>
      <w:jc w:val="left"/>
    </w:pPr>
    <w:rPr>
      <w:rFonts w:ascii="Liberation Serif" w:cs="Liberation Serif" w:eastAsia="Liberation Serif" w:hAnsi="Liberation Serif"/>
      <w:b w:val="1"/>
      <w:i w:val="0"/>
      <w:smallCaps w:val="0"/>
      <w:strike w:val="0"/>
      <w:color w:val="000000"/>
      <w:sz w:val="24"/>
      <w:szCs w:val="24"/>
      <w:u w:val="none"/>
      <w:shd w:fill="auto" w:val="clear"/>
      <w:vertAlign w:val="baseline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40" w:before="220" w:line="240" w:lineRule="auto"/>
      <w:ind w:left="0" w:right="0" w:firstLine="0"/>
      <w:jc w:val="left"/>
    </w:pPr>
    <w:rPr>
      <w:rFonts w:ascii="Liberation Serif" w:cs="Liberation Serif" w:eastAsia="Liberation Serif" w:hAnsi="Liberation Serif"/>
      <w:b w:val="1"/>
      <w:i w:val="0"/>
      <w:smallCaps w:val="0"/>
      <w:strike w:val="0"/>
      <w:color w:val="000000"/>
      <w:sz w:val="22"/>
      <w:szCs w:val="22"/>
      <w:u w:val="none"/>
      <w:shd w:fill="auto" w:val="clear"/>
      <w:vertAlign w:val="baseline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40" w:before="200" w:line="240" w:lineRule="auto"/>
      <w:ind w:left="0" w:right="0" w:firstLine="0"/>
      <w:jc w:val="left"/>
    </w:pPr>
    <w:rPr>
      <w:rFonts w:ascii="Liberation Serif" w:cs="Liberation Serif" w:eastAsia="Liberation Serif" w:hAnsi="Liberation Serif"/>
      <w:b w:val="1"/>
      <w:i w:val="0"/>
      <w:smallCaps w:val="0"/>
      <w:strike w:val="0"/>
      <w:color w:val="000000"/>
      <w:sz w:val="20"/>
      <w:szCs w:val="20"/>
      <w:u w:val="none"/>
      <w:shd w:fill="auto" w:val="clear"/>
      <w:vertAlign w:val="baseline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120" w:before="480" w:line="240" w:lineRule="auto"/>
      <w:ind w:left="0" w:right="0" w:firstLine="0"/>
      <w:jc w:val="left"/>
    </w:pPr>
    <w:rPr>
      <w:rFonts w:ascii="Liberation Serif" w:cs="Liberation Serif" w:eastAsia="Liberation Serif" w:hAnsi="Liberation Serif"/>
      <w:b w:val="1"/>
      <w:i w:val="0"/>
      <w:smallCaps w:val="0"/>
      <w:strike w:val="0"/>
      <w:color w:val="000000"/>
      <w:sz w:val="72"/>
      <w:szCs w:val="72"/>
      <w:u w:val="none"/>
      <w:shd w:fill="auto" w:val="clear"/>
      <w:vertAlign w:val="baseline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80" w:before="360" w:line="240" w:lineRule="auto"/>
      <w:ind w:left="0" w:right="0" w:firstLine="0"/>
      <w:jc w:val="left"/>
    </w:pPr>
    <w:rPr>
      <w:rFonts w:ascii="Georgia" w:cs="Georgia" w:eastAsia="Georgia" w:hAnsi="Georgia"/>
      <w:b w:val="0"/>
      <w:i w:val="1"/>
      <w:smallCaps w:val="0"/>
      <w:strike w:val="0"/>
      <w:color w:val="666666"/>
      <w:sz w:val="48"/>
      <w:szCs w:val="48"/>
      <w:u w:val="none"/>
      <w:shd w:fill="auto" w:val="clear"/>
      <w:vertAlign w:val="baseline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5.png"/><Relationship Id="rId10" Type="http://schemas.openxmlformats.org/officeDocument/2006/relationships/hyperlink" Target="https://jassroasters.blogspot.com" TargetMode="External"/><Relationship Id="rId13" Type="http://schemas.openxmlformats.org/officeDocument/2006/relationships/image" Target="media/image6.png"/><Relationship Id="rId12" Type="http://schemas.openxmlformats.org/officeDocument/2006/relationships/hyperlink" Target="https://www.facebook.com/JassRoastersInc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9.png"/><Relationship Id="rId15" Type="http://schemas.openxmlformats.org/officeDocument/2006/relationships/hyperlink" Target="https://jassroasters.blogspot.com/2023/10/savor-worlds-finest-coffee-with-jass.html" TargetMode="External"/><Relationship Id="rId14" Type="http://schemas.openxmlformats.org/officeDocument/2006/relationships/image" Target="media/image7.png"/><Relationship Id="rId17" Type="http://schemas.openxmlformats.org/officeDocument/2006/relationships/image" Target="media/image8.png"/><Relationship Id="rId16" Type="http://schemas.openxmlformats.org/officeDocument/2006/relationships/image" Target="media/image4.png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2.png"/><Relationship Id="rId8" Type="http://schemas.openxmlformats.org/officeDocument/2006/relationships/image" Target="media/image3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-regular.ttf"/><Relationship Id="rId2" Type="http://schemas.openxmlformats.org/officeDocument/2006/relationships/font" Target="fonts/Roboto-bold.ttf"/><Relationship Id="rId3" Type="http://schemas.openxmlformats.org/officeDocument/2006/relationships/font" Target="fonts/Roboto-italic.ttf"/><Relationship Id="rId4" Type="http://schemas.openxmlformats.org/officeDocument/2006/relationships/font" Target="fonts/Robot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